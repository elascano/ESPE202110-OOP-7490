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WS13-Project Inspections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DATE: 01th december 2021</w:t>
      </w:r>
    </w:p>
    <w:p w:rsidR="00000000" w:rsidDel="00000000" w:rsidP="00000000" w:rsidRDefault="00000000" w:rsidRPr="00000000" w14:paraId="00000003">
      <w:pPr>
        <w:spacing w:after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Project Inspections</w:t>
      </w:r>
    </w:p>
    <w:p w:rsidR="00000000" w:rsidDel="00000000" w:rsidP="00000000" w:rsidRDefault="00000000" w:rsidRPr="00000000" w14:paraId="00000004">
      <w:pPr>
        <w:spacing w:after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1: Alpha</w:t>
      </w:r>
    </w:p>
    <w:p w:rsidR="00000000" w:rsidDel="00000000" w:rsidP="00000000" w:rsidRDefault="00000000" w:rsidRPr="00000000" w14:paraId="0000000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https://github.com/mealvarez12/Group1_OOP_7490.git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9, Zeas Joel</w:t>
      </w:r>
    </w:p>
    <w:p w:rsidR="00000000" w:rsidDel="00000000" w:rsidP="00000000" w:rsidRDefault="00000000" w:rsidRPr="00000000" w14:paraId="00000008">
      <w:pPr>
        <w:spacing w:after="24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   ALMACHE LITARDO ANDERSON MOISES</w:t>
        <w:tab/>
        <w:tab/>
        <w:tab/>
        <w:t xml:space="preserve">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Rule="auto"/>
        <w:jc w:val="left"/>
        <w:rPr>
          <w:color w:val="0000f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  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ALTAMIRANO BENALCAZAR CRISTHIAN ALEXANDER</w:t>
        <w:tab/>
        <w:tab/>
        <w:t xml:space="preserve">10</w:t>
      </w:r>
    </w:p>
    <w:p w:rsidR="00000000" w:rsidDel="00000000" w:rsidP="00000000" w:rsidRDefault="00000000" w:rsidRPr="00000000" w14:paraId="0000000A">
      <w:pPr>
        <w:spacing w:after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   ALVAREZ RAMIREZ MICHELLE ESTEFANIA</w:t>
        <w:tab/>
        <w:tab/>
        <w:tab/>
        <w:t xml:space="preserve">30</w:t>
      </w:r>
    </w:p>
    <w:p w:rsidR="00000000" w:rsidDel="00000000" w:rsidP="00000000" w:rsidRDefault="00000000" w:rsidRPr="00000000" w14:paraId="0000000B">
      <w:pPr>
        <w:spacing w:after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   ANDRADE CARATE ALAN DAMIAN</w:t>
        <w:tab/>
        <w:tab/>
        <w:tab/>
        <w:tab/>
        <w:tab/>
        <w:t xml:space="preserve">10</w:t>
      </w:r>
    </w:p>
    <w:p w:rsidR="00000000" w:rsidDel="00000000" w:rsidP="00000000" w:rsidRDefault="00000000" w:rsidRPr="00000000" w14:paraId="0000000C">
      <w:pPr>
        <w:spacing w:after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   ANDRANGO ESPINOSA ALEX PAUL  </w:t>
        <w:tab/>
        <w:tab/>
        <w:tab/>
        <w:tab/>
        <w:t xml:space="preserve">10</w:t>
      </w:r>
    </w:p>
    <w:p w:rsidR="00000000" w:rsidDel="00000000" w:rsidP="00000000" w:rsidRDefault="00000000" w:rsidRPr="00000000" w14:paraId="0000000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00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9/10 </w:t>
      </w:r>
    </w:p>
    <w:p w:rsidR="00000000" w:rsidDel="00000000" w:rsidP="00000000" w:rsidRDefault="00000000" w:rsidRPr="00000000" w14:paraId="0000000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9/10 (Consistency with Class Diagram)</w:t>
      </w:r>
    </w:p>
    <w:p w:rsidR="00000000" w:rsidDel="00000000" w:rsidP="00000000" w:rsidRDefault="00000000" w:rsidRPr="00000000" w14:paraId="0000001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8/10</w:t>
      </w:r>
    </w:p>
    <w:p w:rsidR="00000000" w:rsidDel="00000000" w:rsidP="00000000" w:rsidRDefault="00000000" w:rsidRPr="00000000" w14:paraId="0000001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0/10</w:t>
      </w:r>
    </w:p>
    <w:p w:rsidR="00000000" w:rsidDel="00000000" w:rsidP="00000000" w:rsidRDefault="00000000" w:rsidRPr="00000000" w14:paraId="0000001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1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35 /50</w:t>
      </w:r>
    </w:p>
    <w:p w:rsidR="00000000" w:rsidDel="00000000" w:rsidP="00000000" w:rsidRDefault="00000000" w:rsidRPr="00000000" w14:paraId="0000001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01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Missing document of the project description in addition to the video or audio of the interview, please correct us if your interview was only written.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139170" cy="958455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9170" cy="958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arrows for where the dependency is directed are missing</w:t>
      </w:r>
    </w:p>
    <w:p w:rsidR="00000000" w:rsidDel="00000000" w:rsidP="00000000" w:rsidRDefault="00000000" w:rsidRPr="00000000" w14:paraId="0000002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381500" cy="13716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There is one verb in the attributes of the class Door</w:t>
      </w:r>
    </w:p>
    <w:p w:rsidR="00000000" w:rsidDel="00000000" w:rsidP="00000000" w:rsidRDefault="00000000" w:rsidRPr="00000000" w14:paraId="0000002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504950" cy="1552575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CONTROLLER package does not exist</w:t>
      </w:r>
    </w:p>
    <w:p w:rsidR="00000000" w:rsidDel="00000000" w:rsidP="00000000" w:rsidRDefault="00000000" w:rsidRPr="00000000" w14:paraId="0000002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605088" cy="2918036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918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Erase this part don’t forget</w:t>
      </w:r>
    </w:p>
    <w:p w:rsidR="00000000" w:rsidDel="00000000" w:rsidP="00000000" w:rsidRDefault="00000000" w:rsidRPr="00000000" w14:paraId="0000003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3200400"/>
            <wp:effectExtent b="0" l="0" r="0" t="0"/>
            <wp:docPr id="2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Repetition of this part of the code</w:t>
      </w:r>
    </w:p>
    <w:p w:rsidR="00000000" w:rsidDel="00000000" w:rsidP="00000000" w:rsidRDefault="00000000" w:rsidRPr="00000000" w14:paraId="0000003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3327400"/>
            <wp:effectExtent b="0" l="0" r="0" t="0"/>
            <wp:docPr id="51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Enter the code to read and print data </w:t>
      </w:r>
    </w:p>
    <w:p w:rsidR="00000000" w:rsidDel="00000000" w:rsidP="00000000" w:rsidRDefault="00000000" w:rsidRPr="00000000" w14:paraId="0000004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638550" cy="2705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The code doesn’t run - Correct the algorithm in each of the classes and implement data reading </w:t>
      </w:r>
    </w:p>
    <w:p w:rsidR="00000000" w:rsidDel="00000000" w:rsidP="00000000" w:rsidRDefault="00000000" w:rsidRPr="00000000" w14:paraId="0000004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476750" cy="1479524"/>
            <wp:effectExtent b="0" l="0" r="0" t="0"/>
            <wp:docPr id="43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14"/>
                    <a:srcRect b="8920" l="21926" r="0" t="4544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79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2: Bigboys </w:t>
      </w:r>
    </w:p>
    <w:p w:rsidR="00000000" w:rsidDel="00000000" w:rsidP="00000000" w:rsidRDefault="00000000" w:rsidRPr="00000000" w14:paraId="0000004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</w:t>
      </w:r>
      <w:hyperlink r:id="rId1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https://github.com/psbustillos1/ProjectTeam02_BigBoysTeam.git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1, Altamirano Cristhian</w:t>
      </w:r>
    </w:p>
    <w:p w:rsidR="00000000" w:rsidDel="00000000" w:rsidP="00000000" w:rsidRDefault="00000000" w:rsidRPr="00000000" w14:paraId="0000004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    ARROBA SOLORZANO CRISTIAN ALEXANDER</w:t>
        <w:tab/>
        <w:t xml:space="preserve">00</w:t>
      </w:r>
    </w:p>
    <w:p w:rsidR="00000000" w:rsidDel="00000000" w:rsidP="00000000" w:rsidRDefault="00000000" w:rsidRPr="00000000" w14:paraId="0000004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    ASUMAZA GUALOTO DYLAN ALEXANDER</w:t>
        <w:tab/>
        <w:tab/>
        <w:t xml:space="preserve">20</w:t>
      </w:r>
    </w:p>
    <w:p w:rsidR="00000000" w:rsidDel="00000000" w:rsidP="00000000" w:rsidRDefault="00000000" w:rsidRPr="00000000" w14:paraId="0000004E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    BRAVO RODRIGUEZ KATHERIN DAYANNE</w:t>
        <w:tab/>
        <w:tab/>
        <w:t xml:space="preserve">20</w:t>
      </w:r>
    </w:p>
    <w:p w:rsidR="00000000" w:rsidDel="00000000" w:rsidP="00000000" w:rsidRDefault="00000000" w:rsidRPr="00000000" w14:paraId="0000004F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    BRAVO VILLALOBOS CHRISTIAN DAVID</w:t>
        <w:tab/>
        <w:tab/>
        <w:t xml:space="preserve">20</w:t>
      </w:r>
    </w:p>
    <w:p w:rsidR="00000000" w:rsidDel="00000000" w:rsidP="00000000" w:rsidRDefault="00000000" w:rsidRPr="00000000" w14:paraId="00000050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0</w:t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    BUSTILLOS MONTENEGRO PABLO SEBASTIAN</w:t>
        <w:tab/>
        <w:t xml:space="preserve">50</w:t>
      </w:r>
    </w:p>
    <w:p w:rsidR="00000000" w:rsidDel="00000000" w:rsidP="00000000" w:rsidRDefault="00000000" w:rsidRPr="00000000" w14:paraId="00000051">
      <w:pPr>
        <w:ind w:left="720" w:firstLine="72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 xml:space="preserve">            10/10      The project description and interview are complete.</w:t>
      </w:r>
    </w:p>
    <w:p w:rsidR="00000000" w:rsidDel="00000000" w:rsidP="00000000" w:rsidRDefault="00000000" w:rsidRPr="00000000" w14:paraId="00000052">
      <w:pPr>
        <w:ind w:left="1440" w:firstLine="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 xml:space="preserve">           8.0/10      There is no the visual paradigm file, there is just a word document    </w:t>
      </w:r>
    </w:p>
    <w:p w:rsidR="00000000" w:rsidDel="00000000" w:rsidP="00000000" w:rsidRDefault="00000000" w:rsidRPr="00000000" w14:paraId="00000053">
      <w:pPr>
        <w:ind w:left="2880" w:firstLine="72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with the screenshot.</w:t>
      </w:r>
    </w:p>
    <w:p w:rsidR="00000000" w:rsidDel="00000000" w:rsidP="00000000" w:rsidRDefault="00000000" w:rsidRPr="00000000" w14:paraId="00000054">
      <w:pPr>
        <w:ind w:left="2880" w:firstLine="72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There must be relationship between the classes</w:t>
      </w:r>
    </w:p>
    <w:p w:rsidR="00000000" w:rsidDel="00000000" w:rsidP="00000000" w:rsidRDefault="00000000" w:rsidRPr="00000000" w14:paraId="00000055">
      <w:pPr>
        <w:ind w:left="2880" w:firstLine="72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There is no the diagram made by pencil. (handmade)</w:t>
      </w:r>
    </w:p>
    <w:p w:rsidR="00000000" w:rsidDel="00000000" w:rsidP="00000000" w:rsidRDefault="00000000" w:rsidRPr="00000000" w14:paraId="00000056">
      <w:pPr>
        <w:ind w:left="3600" w:firstLine="0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</w:t>
      </w:r>
    </w:p>
    <w:p w:rsidR="00000000" w:rsidDel="00000000" w:rsidP="00000000" w:rsidRDefault="00000000" w:rsidRPr="00000000" w14:paraId="00000057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 xml:space="preserve">              9/10      The Invoice class and the Inventory classes do not have a method             </w:t>
      </w:r>
    </w:p>
    <w:p w:rsidR="00000000" w:rsidDel="00000000" w:rsidP="00000000" w:rsidRDefault="00000000" w:rsidRPr="00000000" w14:paraId="00000058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                                                described with a verb.                </w:t>
      </w:r>
    </w:p>
    <w:p w:rsidR="00000000" w:rsidDel="00000000" w:rsidP="00000000" w:rsidRDefault="00000000" w:rsidRPr="00000000" w14:paraId="00000059">
      <w:pPr>
        <w:ind w:left="2160" w:firstLine="72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                The method is a noun, and that is wrong.</w:t>
      </w:r>
    </w:p>
    <w:p w:rsidR="00000000" w:rsidDel="00000000" w:rsidP="00000000" w:rsidRDefault="00000000" w:rsidRPr="00000000" w14:paraId="0000005A">
      <w:pPr>
        <w:ind w:left="2160" w:firstLine="72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 xml:space="preserve">              9/10      The class must be in singular</w:t>
      </w:r>
    </w:p>
    <w:p w:rsidR="00000000" w:rsidDel="00000000" w:rsidP="00000000" w:rsidRDefault="00000000" w:rsidRPr="00000000" w14:paraId="0000005C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 xml:space="preserve">               8/10     The program does not run.</w:t>
      </w:r>
    </w:p>
    <w:p w:rsidR="00000000" w:rsidDel="00000000" w:rsidP="00000000" w:rsidRDefault="00000000" w:rsidRPr="00000000" w14:paraId="0000005D">
      <w:pPr>
        <w:ind w:left="14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</w:t>
      </w:r>
    </w:p>
    <w:p w:rsidR="00000000" w:rsidDel="00000000" w:rsidP="00000000" w:rsidRDefault="00000000" w:rsidRPr="00000000" w14:paraId="0000005E">
      <w:pPr>
        <w:ind w:left="1440" w:firstLine="0"/>
        <w:rPr>
          <w:b w:val="1"/>
          <w:sz w:val="17"/>
          <w:szCs w:val="17"/>
        </w:rPr>
      </w:pPr>
      <w:r w:rsidDel="00000000" w:rsidR="00000000" w:rsidRPr="00000000">
        <w:rPr>
          <w:b w:val="1"/>
          <w:sz w:val="17"/>
          <w:szCs w:val="17"/>
          <w:rtl w:val="0"/>
        </w:rPr>
        <w:t xml:space="preserve">TOTAL.</w:t>
        <w:tab/>
        <w:t xml:space="preserve">        </w:t>
        <w:tab/>
        <w:t xml:space="preserve">         44.0</w:t>
      </w:r>
      <w:r w:rsidDel="00000000" w:rsidR="00000000" w:rsidRPr="00000000">
        <w:rPr>
          <w:sz w:val="17"/>
          <w:szCs w:val="17"/>
          <w:rtl w:val="0"/>
        </w:rPr>
        <w:t xml:space="preserve"> </w:t>
      </w:r>
      <w:r w:rsidDel="00000000" w:rsidR="00000000" w:rsidRPr="00000000">
        <w:rPr>
          <w:b w:val="1"/>
          <w:sz w:val="17"/>
          <w:szCs w:val="17"/>
          <w:rtl w:val="0"/>
        </w:rPr>
        <w:t xml:space="preserve">/50</w:t>
      </w:r>
    </w:p>
    <w:p w:rsidR="00000000" w:rsidDel="00000000" w:rsidP="00000000" w:rsidRDefault="00000000" w:rsidRPr="00000000" w14:paraId="0000005F">
      <w:pPr>
        <w:ind w:left="1440" w:firstLine="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1440" w:firstLine="0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lineRule="auto"/>
        <w:jc w:val="center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</w:rPr>
        <w:drawing>
          <wp:inline distB="114300" distT="114300" distL="114300" distR="114300">
            <wp:extent cx="5168738" cy="2959692"/>
            <wp:effectExtent b="0" l="0" r="0" t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6"/>
                    <a:srcRect b="13864" l="19792" r="15282" t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5168738" cy="2959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     </w:t>
      </w:r>
      <w:r w:rsidDel="00000000" w:rsidR="00000000" w:rsidRPr="00000000">
        <w:rPr>
          <w:color w:val="0000ff"/>
          <w:sz w:val="28"/>
          <w:szCs w:val="28"/>
        </w:rPr>
        <w:drawing>
          <wp:inline distB="114300" distT="114300" distL="114300" distR="114300">
            <wp:extent cx="1672503" cy="1530916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2503" cy="1530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    </w:t>
      </w:r>
      <w:r w:rsidDel="00000000" w:rsidR="00000000" w:rsidRPr="00000000">
        <w:rPr>
          <w:color w:val="0000ff"/>
          <w:sz w:val="28"/>
          <w:szCs w:val="28"/>
        </w:rPr>
        <w:drawing>
          <wp:inline distB="114300" distT="114300" distL="114300" distR="114300">
            <wp:extent cx="1684626" cy="1479393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4626" cy="1479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 </w:t>
      </w:r>
      <w:r w:rsidDel="00000000" w:rsidR="00000000" w:rsidRPr="00000000">
        <w:rPr>
          <w:sz w:val="17"/>
          <w:szCs w:val="17"/>
          <w:rtl w:val="0"/>
        </w:rPr>
        <w:t xml:space="preserve">The method is a noun, and that is wrong.</w:t>
      </w:r>
    </w:p>
    <w:p w:rsidR="00000000" w:rsidDel="00000000" w:rsidP="00000000" w:rsidRDefault="00000000" w:rsidRPr="00000000" w14:paraId="00000064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971800" cy="3057525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Many projects in different files, there must be just one file code.</w:t>
      </w:r>
    </w:p>
    <w:p w:rsidR="00000000" w:rsidDel="00000000" w:rsidP="00000000" w:rsidRDefault="00000000" w:rsidRPr="00000000" w14:paraId="00000067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419225" cy="60007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Class</w:t>
      </w:r>
      <w:r w:rsidDel="00000000" w:rsidR="00000000" w:rsidRPr="00000000">
        <w:rPr>
          <w:b w:val="1"/>
          <w:sz w:val="17"/>
          <w:szCs w:val="17"/>
          <w:rtl w:val="0"/>
        </w:rPr>
        <w:t xml:space="preserve"> finances </w:t>
      </w:r>
      <w:r w:rsidDel="00000000" w:rsidR="00000000" w:rsidRPr="00000000">
        <w:rPr>
          <w:sz w:val="17"/>
          <w:szCs w:val="17"/>
          <w:rtl w:val="0"/>
        </w:rPr>
        <w:t xml:space="preserve">is un plural in the code, the must be in singular. </w:t>
      </w:r>
    </w:p>
    <w:p w:rsidR="00000000" w:rsidDel="00000000" w:rsidP="00000000" w:rsidRDefault="00000000" w:rsidRPr="00000000" w14:paraId="00000069">
      <w:pPr>
        <w:spacing w:after="240" w:lineRule="auto"/>
        <w:rPr>
          <w:sz w:val="17"/>
          <w:szCs w:val="17"/>
          <w:highlight w:val="red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28825" cy="18573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Two classes have error.</w:t>
      </w:r>
    </w:p>
    <w:p w:rsidR="00000000" w:rsidDel="00000000" w:rsidP="00000000" w:rsidRDefault="00000000" w:rsidRPr="00000000" w14:paraId="0000006B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010025" cy="1247775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30066" r="0" t="3775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038600" cy="216872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29568" r="0" t="2607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6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</w:rPr>
        <w:drawing>
          <wp:inline distB="114300" distT="114300" distL="114300" distR="114300">
            <wp:extent cx="5731200" cy="15621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sz w:val="17"/>
          <w:szCs w:val="17"/>
          <w:rtl w:val="0"/>
        </w:rPr>
        <w:t xml:space="preserve">The is a program that does not run, y and there is another that works. So you should have just ONE CODE.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206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rtl w:val="0"/>
        </w:rPr>
        <w:t xml:space="preserve">eam3: WorkBots Team  </w:t>
      </w:r>
    </w:p>
    <w:p w:rsidR="00000000" w:rsidDel="00000000" w:rsidP="00000000" w:rsidRDefault="00000000" w:rsidRPr="00000000" w14:paraId="0000007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   </w:t>
      </w:r>
      <w:hyperlink r:id="rId2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https://github.com/ajcalderon11/Team03WorkBotsTeam-.git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02 Pablo Bustillos</w:t>
      </w:r>
    </w:p>
    <w:p w:rsidR="00000000" w:rsidDel="00000000" w:rsidP="00000000" w:rsidRDefault="00000000" w:rsidRPr="00000000" w14:paraId="0000007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    CADENA ROMAN BENJAMIN ABEL</w:t>
        <w:tab/>
        <w:tab/>
        <w:tab/>
        <w:t xml:space="preserve">25</w:t>
      </w:r>
    </w:p>
    <w:p w:rsidR="00000000" w:rsidDel="00000000" w:rsidP="00000000" w:rsidRDefault="00000000" w:rsidRPr="00000000" w14:paraId="0000007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    CAISATOA RAMIREZ SEBASTIAN BERNARDO</w:t>
        <w:tab/>
        <w:t xml:space="preserve">30</w:t>
      </w:r>
    </w:p>
    <w:p w:rsidR="00000000" w:rsidDel="00000000" w:rsidP="00000000" w:rsidRDefault="00000000" w:rsidRPr="00000000" w14:paraId="00000076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13    CALDERON MERCHAN ANDY JOSUE</w:t>
        <w:tab/>
        <w:tab/>
        <w:tab/>
        <w:t xml:space="preserve">30</w:t>
      </w:r>
    </w:p>
    <w:p w:rsidR="00000000" w:rsidDel="00000000" w:rsidP="00000000" w:rsidRDefault="00000000" w:rsidRPr="00000000" w14:paraId="0000007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    CORREA RUIZ KERLY YADIRA</w:t>
        <w:tab/>
        <w:tab/>
        <w:tab/>
        <w:tab/>
        <w:t xml:space="preserve">50</w:t>
      </w:r>
    </w:p>
    <w:p w:rsidR="00000000" w:rsidDel="00000000" w:rsidP="00000000" w:rsidRDefault="00000000" w:rsidRPr="00000000" w14:paraId="0000007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    CRUZ PANTOJA DARLING MICAELA</w:t>
        <w:tab/>
        <w:tab/>
        <w:tab/>
        <w:t xml:space="preserve">30</w:t>
      </w:r>
    </w:p>
    <w:p w:rsidR="00000000" w:rsidDel="00000000" w:rsidP="00000000" w:rsidRDefault="00000000" w:rsidRPr="00000000" w14:paraId="0000007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 xml:space="preserve">              10/10 complete  </w:t>
      </w:r>
    </w:p>
    <w:p w:rsidR="00000000" w:rsidDel="00000000" w:rsidP="00000000" w:rsidRDefault="00000000" w:rsidRPr="00000000" w14:paraId="0000007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 xml:space="preserve">               7.5/10 (file uploaded in another folder), does not organize folders well</w:t>
      </w:r>
    </w:p>
    <w:p w:rsidR="00000000" w:rsidDel="00000000" w:rsidP="00000000" w:rsidRDefault="00000000" w:rsidRPr="00000000" w14:paraId="0000007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9/10 (plural)​​ </w:t>
      </w:r>
    </w:p>
    <w:p w:rsidR="00000000" w:rsidDel="00000000" w:rsidP="00000000" w:rsidRDefault="00000000" w:rsidRPr="00000000" w14:paraId="0000007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8/10 (the .control package is missing</w:t>
      </w:r>
      <w:ins w:author="DYLAN ALEXANDER ASUMAZA GUALOTO" w:id="0" w:date="2021-12-01T13:57:30Z">
        <w:r w:rsidDel="00000000" w:rsidR="00000000" w:rsidRPr="00000000">
          <w:rPr>
            <w:sz w:val="17"/>
            <w:szCs w:val="17"/>
            <w:rtl w:val="0"/>
          </w:rPr>
          <w:t xml:space="preserve"> </w:t>
        </w:r>
        <w:r w:rsidDel="00000000" w:rsidR="00000000" w:rsidRPr="00000000">
          <w:rPr>
            <w:sz w:val="17"/>
            <w:szCs w:val="17"/>
            <w:rtl w:val="0"/>
          </w:rPr>
          <w:t xml:space="preserve">controlle</w:t>
        </w:r>
      </w:ins>
      <w:r w:rsidDel="00000000" w:rsidR="00000000" w:rsidRPr="00000000">
        <w:rPr>
          <w:sz w:val="17"/>
          <w:szCs w:val="17"/>
          <w:rtl w:val="0"/>
        </w:rPr>
        <w:t xml:space="preserve">, class in plural.</w:t>
      </w:r>
    </w:p>
    <w:p w:rsidR="00000000" w:rsidDel="00000000" w:rsidP="00000000" w:rsidRDefault="00000000" w:rsidRPr="00000000" w14:paraId="0000007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0/10 the program does not run</w:t>
      </w:r>
    </w:p>
    <w:p w:rsidR="00000000" w:rsidDel="00000000" w:rsidP="00000000" w:rsidRDefault="00000000" w:rsidRPr="00000000" w14:paraId="0000007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8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34.5 /50</w:t>
      </w:r>
    </w:p>
    <w:p w:rsidR="00000000" w:rsidDel="00000000" w:rsidP="00000000" w:rsidRDefault="00000000" w:rsidRPr="00000000" w14:paraId="00000081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08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screenshots and errors</w:t>
      </w:r>
    </w:p>
    <w:p w:rsidR="00000000" w:rsidDel="00000000" w:rsidP="00000000" w:rsidRDefault="00000000" w:rsidRPr="00000000" w14:paraId="0000008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</w:r>
    </w:p>
    <w:p w:rsidR="00000000" w:rsidDel="00000000" w:rsidP="00000000" w:rsidRDefault="00000000" w:rsidRPr="00000000" w14:paraId="0000008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</w:t>
      </w:r>
    </w:p>
    <w:p w:rsidR="00000000" w:rsidDel="00000000" w:rsidP="00000000" w:rsidRDefault="00000000" w:rsidRPr="00000000" w14:paraId="00000089">
      <w:pPr>
        <w:jc w:val="cente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file uploaded in another folder</w:t>
      </w:r>
    </w:p>
    <w:p w:rsidR="00000000" w:rsidDel="00000000" w:rsidP="00000000" w:rsidRDefault="00000000" w:rsidRPr="00000000" w14:paraId="0000008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1200" cy="30099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</w:r>
    </w:p>
    <w:p w:rsidR="00000000" w:rsidDel="00000000" w:rsidP="00000000" w:rsidRDefault="00000000" w:rsidRPr="00000000" w14:paraId="0000009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6425775" cy="1106513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52822" l="10631" r="70099" t="35307"/>
                    <a:stretch>
                      <a:fillRect/>
                    </a:stretch>
                  </pic:blipFill>
                  <pic:spPr>
                    <a:xfrm>
                      <a:off x="0" y="0"/>
                      <a:ext cx="6425775" cy="110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33688" cy="1021445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021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</w:r>
    </w:p>
    <w:p w:rsidR="00000000" w:rsidDel="00000000" w:rsidP="00000000" w:rsidRDefault="00000000" w:rsidRPr="00000000" w14:paraId="0000009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6281738" cy="174852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51920" l="0" r="516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174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4: ½ java programmers  </w:t>
      </w:r>
    </w:p>
    <w:p w:rsidR="00000000" w:rsidDel="00000000" w:rsidP="00000000" w:rsidRDefault="00000000" w:rsidRPr="00000000" w14:paraId="0000009C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   https://github.com/guitarra155/Team05_JavaLegendsTeam.git</w:t>
      </w:r>
    </w:p>
    <w:p w:rsidR="00000000" w:rsidDel="00000000" w:rsidP="00000000" w:rsidRDefault="00000000" w:rsidRPr="00000000" w14:paraId="0000009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03 Andy Calderon</w:t>
      </w:r>
    </w:p>
    <w:p w:rsidR="00000000" w:rsidDel="00000000" w:rsidP="00000000" w:rsidRDefault="00000000" w:rsidRPr="00000000" w14:paraId="0000009E">
      <w:pPr>
        <w:spacing w:after="240" w:lineRule="auto"/>
        <w:jc w:val="left"/>
        <w:rPr>
          <w:sz w:val="17"/>
          <w:szCs w:val="17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16    DE LA CRUZ QUINGA ALEJANDRO SEBASTIAN</w:t>
        <w:tab/>
        <w:t xml:space="preserve">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    EIVAR DAGUA JAIME MAURICIO</w:t>
        <w:tab/>
        <w:tab/>
        <w:tab/>
        <w:tab/>
        <w:t xml:space="preserve">20</w:t>
      </w:r>
    </w:p>
    <w:p w:rsidR="00000000" w:rsidDel="00000000" w:rsidP="00000000" w:rsidRDefault="00000000" w:rsidRPr="00000000" w14:paraId="000000A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    GARCIA BARRETO MAYERLY PRISSILLA </w:t>
        <w:tab/>
        <w:tab/>
        <w:t xml:space="preserve">50</w:t>
      </w:r>
    </w:p>
    <w:p w:rsidR="00000000" w:rsidDel="00000000" w:rsidP="00000000" w:rsidRDefault="00000000" w:rsidRPr="00000000" w14:paraId="000000A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    GOMEZ DIAZ MELISSA MALAYCA </w:t>
        <w:tab/>
        <w:tab/>
        <w:tab/>
        <w:t xml:space="preserve">40</w:t>
      </w:r>
    </w:p>
    <w:p w:rsidR="00000000" w:rsidDel="00000000" w:rsidP="00000000" w:rsidRDefault="00000000" w:rsidRPr="00000000" w14:paraId="000000A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    GUAMAN VEJARANO ANGEL DAVID</w:t>
        <w:tab/>
        <w:tab/>
        <w:tab/>
        <w:t xml:space="preserve">20</w:t>
      </w:r>
    </w:p>
    <w:p w:rsidR="00000000" w:rsidDel="00000000" w:rsidP="00000000" w:rsidRDefault="00000000" w:rsidRPr="00000000" w14:paraId="000000A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 (Objects in Spanish and plural)</w:t>
      </w:r>
    </w:p>
    <w:p w:rsidR="00000000" w:rsidDel="00000000" w:rsidP="00000000" w:rsidRDefault="00000000" w:rsidRPr="00000000" w14:paraId="000000A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8/10(Objects written in lowercase and with strange characters.)</w:t>
      </w:r>
    </w:p>
    <w:p w:rsidR="00000000" w:rsidDel="00000000" w:rsidP="00000000" w:rsidRDefault="00000000" w:rsidRPr="00000000" w14:paraId="000000A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9/10(objects are not with the camel case)</w:t>
      </w:r>
    </w:p>
    <w:p w:rsidR="00000000" w:rsidDel="00000000" w:rsidP="00000000" w:rsidRDefault="00000000" w:rsidRPr="00000000" w14:paraId="000000A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8/10(objects in plural and badly indented)</w:t>
      </w:r>
    </w:p>
    <w:p w:rsidR="00000000" w:rsidDel="00000000" w:rsidP="00000000" w:rsidRDefault="00000000" w:rsidRPr="00000000" w14:paraId="000000A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0/10</w:t>
      </w:r>
    </w:p>
    <w:p w:rsidR="00000000" w:rsidDel="00000000" w:rsidP="00000000" w:rsidRDefault="00000000" w:rsidRPr="00000000" w14:paraId="000000A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A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34/50</w:t>
      </w:r>
    </w:p>
    <w:p w:rsidR="00000000" w:rsidDel="00000000" w:rsidP="00000000" w:rsidRDefault="00000000" w:rsidRPr="00000000" w14:paraId="000000A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0A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screenshots and errors</w:t>
      </w:r>
    </w:p>
    <w:p w:rsidR="00000000" w:rsidDel="00000000" w:rsidP="00000000" w:rsidRDefault="00000000" w:rsidRPr="00000000" w14:paraId="000000A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614363" cy="279256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51318" l="48504" r="44186" t="42783"/>
                    <a:stretch>
                      <a:fillRect/>
                    </a:stretch>
                  </pic:blipFill>
                  <pic:spPr>
                    <a:xfrm>
                      <a:off x="0" y="0"/>
                      <a:ext cx="614363" cy="279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992178" cy="31005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50428" l="31063" r="58305" t="43673"/>
                    <a:stretch>
                      <a:fillRect/>
                    </a:stretch>
                  </pic:blipFill>
                  <pic:spPr>
                    <a:xfrm>
                      <a:off x="0" y="0"/>
                      <a:ext cx="992178" cy="310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641105" cy="1487267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1105" cy="148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3.UML Diagram </w:t>
      </w:r>
    </w:p>
    <w:p w:rsidR="00000000" w:rsidDel="00000000" w:rsidP="00000000" w:rsidRDefault="00000000" w:rsidRPr="00000000" w14:paraId="000000B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misspelled class name </w:t>
      </w:r>
    </w:p>
    <w:p w:rsidR="00000000" w:rsidDel="00000000" w:rsidP="00000000" w:rsidRDefault="00000000" w:rsidRPr="00000000" w14:paraId="000000B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748088" cy="2110634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11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lineRule="auto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4.Classes</w:t>
      </w:r>
    </w:p>
    <w:p w:rsidR="00000000" w:rsidDel="00000000" w:rsidP="00000000" w:rsidRDefault="00000000" w:rsidRPr="00000000" w14:paraId="000000B5">
      <w:pPr>
        <w:spacing w:after="240" w:lineRule="auto"/>
        <w:jc w:val="left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262188" cy="492625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49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362075" cy="36195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324225" cy="7239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</w:r>
    </w:p>
    <w:p w:rsidR="00000000" w:rsidDel="00000000" w:rsidP="00000000" w:rsidRDefault="00000000" w:rsidRPr="00000000" w14:paraId="000000B7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113299" cy="1427307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3299" cy="1427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81213" cy="1440432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1440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</w:r>
    </w:p>
    <w:p w:rsidR="00000000" w:rsidDel="00000000" w:rsidP="00000000" w:rsidRDefault="00000000" w:rsidRPr="00000000" w14:paraId="000000B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4567238" cy="1274578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127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5: JavaLegends</w:t>
      </w:r>
    </w:p>
    <w:p w:rsidR="00000000" w:rsidDel="00000000" w:rsidP="00000000" w:rsidRDefault="00000000" w:rsidRPr="00000000" w14:paraId="000000B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10/10</w:t>
      </w:r>
    </w:p>
    <w:p w:rsidR="00000000" w:rsidDel="00000000" w:rsidP="00000000" w:rsidRDefault="00000000" w:rsidRPr="00000000" w14:paraId="000000C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7,5/10    [in the methods (the verb is missing), associations (they are not in the third </w:t>
      </w:r>
    </w:p>
    <w:p w:rsidR="00000000" w:rsidDel="00000000" w:rsidP="00000000" w:rsidRDefault="00000000" w:rsidRPr="00000000" w14:paraId="000000C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                                                           person)]</w:t>
        <w:br w:type="textWrapping"/>
        <w:t xml:space="preserve">4. Classes</w:t>
        <w:tab/>
        <w:tab/>
        <w:t xml:space="preserve">8/10        consistency of error in author and the first 4 lines of code</w:t>
      </w:r>
    </w:p>
    <w:p w:rsidR="00000000" w:rsidDel="00000000" w:rsidP="00000000" w:rsidRDefault="00000000" w:rsidRPr="00000000" w14:paraId="000000C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8/10        inconsistency between classes and diagrams(in the diagram they have 11 classes                                                                                                            .                                                            and in the code only 14)</w:t>
      </w:r>
    </w:p>
    <w:p w:rsidR="00000000" w:rsidDel="00000000" w:rsidP="00000000" w:rsidRDefault="00000000" w:rsidRPr="00000000" w14:paraId="000000C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10/10</w:t>
      </w:r>
    </w:p>
    <w:p w:rsidR="00000000" w:rsidDel="00000000" w:rsidP="00000000" w:rsidRDefault="00000000" w:rsidRPr="00000000" w14:paraId="000000C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C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 /43,5</w:t>
      </w:r>
    </w:p>
    <w:p w:rsidR="00000000" w:rsidDel="00000000" w:rsidP="00000000" w:rsidRDefault="00000000" w:rsidRPr="00000000" w14:paraId="000000C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1.- Requierements</w:t>
      </w:r>
    </w:p>
    <w:p w:rsidR="00000000" w:rsidDel="00000000" w:rsidP="00000000" w:rsidRDefault="00000000" w:rsidRPr="00000000" w14:paraId="000000D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819322" cy="1223963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322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2.- diagram</w:t>
      </w:r>
    </w:p>
    <w:p w:rsidR="00000000" w:rsidDel="00000000" w:rsidP="00000000" w:rsidRDefault="00000000" w:rsidRPr="00000000" w14:paraId="000000D3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35789" cy="1262063"/>
            <wp:effectExtent b="0" l="0" r="0" t="0"/>
            <wp:docPr id="4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789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3.-classes</w:t>
      </w:r>
    </w:p>
    <w:p w:rsidR="00000000" w:rsidDel="00000000" w:rsidP="00000000" w:rsidRDefault="00000000" w:rsidRPr="00000000" w14:paraId="000000D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757041" cy="1083821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041" cy="1083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4.- code quality</w:t>
      </w:r>
    </w:p>
    <w:p w:rsidR="00000000" w:rsidDel="00000000" w:rsidP="00000000" w:rsidRDefault="00000000" w:rsidRPr="00000000" w14:paraId="000000D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3878780" cy="972917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8780" cy="972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5.- execution </w:t>
      </w:r>
    </w:p>
    <w:p w:rsidR="00000000" w:rsidDel="00000000" w:rsidP="00000000" w:rsidRDefault="00000000" w:rsidRPr="00000000" w14:paraId="000000D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824038" cy="1733139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733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Methods should be verbs </w:t>
      </w:r>
    </w:p>
    <w:p w:rsidR="00000000" w:rsidDel="00000000" w:rsidP="00000000" w:rsidRDefault="00000000" w:rsidRPr="00000000" w14:paraId="000000D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associations are not in the third person  </w:t>
      </w:r>
    </w:p>
    <w:p w:rsidR="00000000" w:rsidDel="00000000" w:rsidP="00000000" w:rsidRDefault="00000000" w:rsidRPr="00000000" w14:paraId="000000D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Team4: The ½ Java programmer’s</w:t>
        <w:br w:type="textWrapping"/>
        <w:t xml:space="preserve">URL: </w:t>
      </w:r>
      <w:hyperlink r:id="rId4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https://github.com/Aleshuga1020/ProjectValid.git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color w:val="0000ff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 04 Alejandro De La Cruz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21    </w:t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GUITARRA SANCHEZ JHON ALEXANDER</w:t>
        <w:tab/>
        <w:t xml:space="preserve">40</w:t>
      </w:r>
    </w:p>
    <w:p w:rsidR="00000000" w:rsidDel="00000000" w:rsidP="00000000" w:rsidRDefault="00000000" w:rsidRPr="00000000" w14:paraId="000000DF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22    GUZMAN LOPEZ JOSE DAVID</w:t>
        <w:tab/>
        <w:tab/>
        <w:tab/>
        <w:t xml:space="preserve">20</w:t>
      </w:r>
    </w:p>
    <w:p w:rsidR="00000000" w:rsidDel="00000000" w:rsidP="00000000" w:rsidRDefault="00000000" w:rsidRPr="00000000" w14:paraId="000000E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23    INSUASTI LOPEZ JONATHAN ESTEBA</w:t>
        <w:tab/>
        <w:tab/>
        <w:t xml:space="preserve">10</w:t>
      </w:r>
    </w:p>
    <w:p w:rsidR="00000000" w:rsidDel="00000000" w:rsidP="00000000" w:rsidRDefault="00000000" w:rsidRPr="00000000" w14:paraId="000000E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24    LANDAZURI SEGOVIA MATEO ISRAEL</w:t>
        <w:tab/>
        <w:t xml:space="preserve">10</w:t>
      </w:r>
    </w:p>
    <w:p w:rsidR="00000000" w:rsidDel="00000000" w:rsidP="00000000" w:rsidRDefault="00000000" w:rsidRPr="00000000" w14:paraId="000000E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25    LINCANGO CRIOLLO JOSE DANIEL</w:t>
        <w:tab/>
        <w:tab/>
        <w:t xml:space="preserve">10</w:t>
      </w:r>
    </w:p>
    <w:p w:rsidR="00000000" w:rsidDel="00000000" w:rsidP="00000000" w:rsidRDefault="00000000" w:rsidRPr="00000000" w14:paraId="000000E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6: Pro Java Developers</w:t>
      </w:r>
    </w:p>
    <w:p w:rsidR="00000000" w:rsidDel="00000000" w:rsidP="00000000" w:rsidRDefault="00000000" w:rsidRPr="00000000" w14:paraId="000000E5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Inspectors: Team05 -Jhon Guitarra</w:t>
      </w:r>
    </w:p>
    <w:p w:rsidR="00000000" w:rsidDel="00000000" w:rsidP="00000000" w:rsidRDefault="00000000" w:rsidRPr="00000000" w14:paraId="000000E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https://github.com/LeonelFMantuano18/Team06_ProJavaDevelopers.git</w:t>
      </w:r>
    </w:p>
    <w:p w:rsidR="00000000" w:rsidDel="00000000" w:rsidP="00000000" w:rsidRDefault="00000000" w:rsidRPr="00000000" w14:paraId="000000E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26    MAISINCHO PAUCAR RICHAR ALEXANDER</w:t>
        <w:tab/>
        <w:tab/>
        <w:t xml:space="preserve">30</w:t>
      </w:r>
    </w:p>
    <w:p w:rsidR="00000000" w:rsidDel="00000000" w:rsidP="00000000" w:rsidRDefault="00000000" w:rsidRPr="00000000" w14:paraId="000000E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27    MALDONADO BASTIDAS MATEO STEFANO</w:t>
        <w:tab/>
        <w:tab/>
        <w:t xml:space="preserve">20</w:t>
      </w:r>
    </w:p>
    <w:p w:rsidR="00000000" w:rsidDel="00000000" w:rsidP="00000000" w:rsidRDefault="00000000" w:rsidRPr="00000000" w14:paraId="000000E9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28    MANTUANO FERNANDEZ LEONEL FERNANDO</w:t>
        <w:tab/>
        <w:t xml:space="preserve">50</w:t>
      </w:r>
    </w:p>
    <w:p w:rsidR="00000000" w:rsidDel="00000000" w:rsidP="00000000" w:rsidRDefault="00000000" w:rsidRPr="00000000" w14:paraId="000000E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29    MORALES CAICEDO ANTHONY JAVIER</w:t>
        <w:tab/>
        <w:tab/>
        <w:t xml:space="preserve">20</w:t>
      </w:r>
    </w:p>
    <w:p w:rsidR="00000000" w:rsidDel="00000000" w:rsidP="00000000" w:rsidRDefault="00000000" w:rsidRPr="00000000" w14:paraId="000000E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30    PALACIOS CANDO DIEGO SEBASTIAN</w:t>
        <w:tab/>
        <w:tab/>
        <w:t xml:space="preserve">20</w:t>
      </w:r>
    </w:p>
    <w:p w:rsidR="00000000" w:rsidDel="00000000" w:rsidP="00000000" w:rsidRDefault="00000000" w:rsidRPr="00000000" w14:paraId="000000E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0E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7,5/10</w:t>
      </w:r>
    </w:p>
    <w:p w:rsidR="00000000" w:rsidDel="00000000" w:rsidP="00000000" w:rsidRDefault="00000000" w:rsidRPr="00000000" w14:paraId="000000E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</w:r>
      <w:r w:rsidDel="00000000" w:rsidR="00000000" w:rsidRPr="00000000">
        <w:rPr>
          <w:color w:val="6aa84f"/>
          <w:sz w:val="17"/>
          <w:szCs w:val="17"/>
          <w:rtl w:val="0"/>
        </w:rPr>
        <w:t xml:space="preserve">8</w:t>
      </w:r>
      <w:r w:rsidDel="00000000" w:rsidR="00000000" w:rsidRPr="00000000">
        <w:rPr>
          <w:sz w:val="17"/>
          <w:szCs w:val="17"/>
          <w:rtl w:val="0"/>
        </w:rPr>
        <w:t xml:space="preserve">/10</w:t>
      </w:r>
    </w:p>
    <w:p w:rsidR="00000000" w:rsidDel="00000000" w:rsidP="00000000" w:rsidRDefault="00000000" w:rsidRPr="00000000" w14:paraId="000000E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</w:r>
      <w:r w:rsidDel="00000000" w:rsidR="00000000" w:rsidRPr="00000000">
        <w:rPr>
          <w:color w:val="4a86e8"/>
          <w:sz w:val="17"/>
          <w:szCs w:val="17"/>
          <w:rtl w:val="0"/>
        </w:rPr>
        <w:t xml:space="preserve">6.5</w:t>
      </w:r>
      <w:r w:rsidDel="00000000" w:rsidR="00000000" w:rsidRPr="00000000">
        <w:rPr>
          <w:sz w:val="17"/>
          <w:szCs w:val="17"/>
          <w:rtl w:val="0"/>
        </w:rPr>
        <w:t xml:space="preserve">/10</w:t>
      </w:r>
    </w:p>
    <w:p w:rsidR="00000000" w:rsidDel="00000000" w:rsidP="00000000" w:rsidRDefault="00000000" w:rsidRPr="00000000" w14:paraId="000000F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0/10</w:t>
      </w:r>
    </w:p>
    <w:p w:rsidR="00000000" w:rsidDel="00000000" w:rsidP="00000000" w:rsidRDefault="00000000" w:rsidRPr="00000000" w14:paraId="000000F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0F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31 /50</w:t>
      </w:r>
    </w:p>
    <w:p w:rsidR="00000000" w:rsidDel="00000000" w:rsidP="00000000" w:rsidRDefault="00000000" w:rsidRPr="00000000" w14:paraId="000000F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0F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screenshots and errors</w:t>
      </w:r>
    </w:p>
    <w:p w:rsidR="00000000" w:rsidDel="00000000" w:rsidP="00000000" w:rsidRDefault="00000000" w:rsidRPr="00000000" w14:paraId="000000F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object employees need to be clearly defined</w:t>
      </w:r>
    </w:p>
    <w:p w:rsidR="00000000" w:rsidDel="00000000" w:rsidP="00000000" w:rsidRDefault="00000000" w:rsidRPr="00000000" w14:paraId="000000F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1790367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60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0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 Requirements</w:t>
      </w:r>
    </w:p>
    <w:p w:rsidR="00000000" w:rsidDel="00000000" w:rsidP="00000000" w:rsidRDefault="00000000" w:rsidRPr="00000000" w14:paraId="000000F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 UML Diagram </w:t>
      </w:r>
    </w:p>
    <w:p w:rsidR="00000000" w:rsidDel="00000000" w:rsidP="00000000" w:rsidRDefault="00000000" w:rsidRPr="00000000" w14:paraId="000000F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 plural </w:t>
      </w:r>
    </w:p>
    <w:p w:rsidR="00000000" w:rsidDel="00000000" w:rsidP="00000000" w:rsidRDefault="00000000" w:rsidRPr="00000000" w14:paraId="000000F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62100" cy="154305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14525" cy="135255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Proyect´s name </w:t>
      </w:r>
    </w:p>
    <w:p w:rsidR="00000000" w:rsidDel="00000000" w:rsidP="00000000" w:rsidRDefault="00000000" w:rsidRPr="00000000" w14:paraId="000000FE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90750" cy="10287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Doesn't existen associated with other classes </w:t>
      </w:r>
    </w:p>
    <w:p w:rsidR="00000000" w:rsidDel="00000000" w:rsidP="00000000" w:rsidRDefault="00000000" w:rsidRPr="00000000" w14:paraId="0000010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81500" cy="1714364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3050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14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 Classes </w:t>
      </w:r>
    </w:p>
    <w:p w:rsidR="00000000" w:rsidDel="00000000" w:rsidP="00000000" w:rsidRDefault="00000000" w:rsidRPr="00000000" w14:paraId="00000102">
      <w:pPr>
        <w:spacing w:after="240" w:lineRule="auto"/>
        <w:jc w:val="left"/>
        <w:rPr/>
      </w:pPr>
      <w:r w:rsidDel="00000000" w:rsidR="00000000" w:rsidRPr="00000000">
        <w:rPr>
          <w:rtl w:val="0"/>
        </w:rPr>
        <w:t xml:space="preserve">Doesn’t exist this class in the UML</w:t>
      </w:r>
    </w:p>
    <w:p w:rsidR="00000000" w:rsidDel="00000000" w:rsidP="00000000" w:rsidRDefault="00000000" w:rsidRPr="00000000" w14:paraId="0000010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191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lineRule="auto"/>
        <w:jc w:val="left"/>
        <w:rPr/>
      </w:pPr>
      <w:r w:rsidDel="00000000" w:rsidR="00000000" w:rsidRPr="00000000">
        <w:rPr>
          <w:rtl w:val="0"/>
        </w:rPr>
        <w:t xml:space="preserve">There aren’t this class create in the project</w:t>
      </w:r>
    </w:p>
    <w:p w:rsidR="00000000" w:rsidDel="00000000" w:rsidP="00000000" w:rsidRDefault="00000000" w:rsidRPr="00000000" w14:paraId="0000010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52575" cy="733425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 Code Quality</w:t>
      </w:r>
    </w:p>
    <w:p w:rsidR="00000000" w:rsidDel="00000000" w:rsidP="00000000" w:rsidRDefault="00000000" w:rsidRPr="00000000" w14:paraId="0000010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85975" cy="55245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missing name of package model </w:t>
      </w:r>
    </w:p>
    <w:p w:rsidR="00000000" w:rsidDel="00000000" w:rsidP="00000000" w:rsidRDefault="00000000" w:rsidRPr="00000000" w14:paraId="0000010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6400" cy="1400175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missing view</w:t>
      </w:r>
    </w:p>
    <w:p w:rsidR="00000000" w:rsidDel="00000000" w:rsidP="00000000" w:rsidRDefault="00000000" w:rsidRPr="00000000" w14:paraId="0000010B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00275" cy="2486025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lineRule="auto"/>
        <w:rPr/>
      </w:pPr>
      <w:r w:rsidDel="00000000" w:rsidR="00000000" w:rsidRPr="00000000">
        <w:rPr>
          <w:rtl w:val="0"/>
        </w:rPr>
        <w:t xml:space="preserve">Objects in singular</w:t>
      </w:r>
    </w:p>
    <w:p w:rsidR="00000000" w:rsidDel="00000000" w:rsidP="00000000" w:rsidRDefault="00000000" w:rsidRPr="00000000" w14:paraId="0000010D">
      <w:pPr>
        <w:spacing w:after="240" w:lineRule="auto"/>
        <w:rPr/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04975" cy="428625"/>
            <wp:effectExtent b="0" l="0" r="0" t="0"/>
            <wp:docPr id="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lineRule="auto"/>
        <w:rPr/>
      </w:pPr>
      <w:r w:rsidDel="00000000" w:rsidR="00000000" w:rsidRPr="00000000">
        <w:rPr>
          <w:rtl w:val="0"/>
        </w:rPr>
        <w:t xml:space="preserve">Must be use camelcase</w:t>
      </w:r>
    </w:p>
    <w:p w:rsidR="00000000" w:rsidDel="00000000" w:rsidP="00000000" w:rsidRDefault="00000000" w:rsidRPr="00000000" w14:paraId="0000010F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24325" cy="238125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67050" cy="2286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52575" cy="20955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 execution</w:t>
      </w:r>
    </w:p>
    <w:p w:rsidR="00000000" w:rsidDel="00000000" w:rsidP="00000000" w:rsidRDefault="00000000" w:rsidRPr="00000000" w14:paraId="00000113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724025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1"/>
                    <a:srcRect b="467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7 : Project X</w:t>
      </w:r>
    </w:p>
    <w:p w:rsidR="00000000" w:rsidDel="00000000" w:rsidP="00000000" w:rsidRDefault="00000000" w:rsidRPr="00000000" w14:paraId="0000011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 </w:t>
      </w:r>
      <w:hyperlink r:id="rId6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https://github.com/AJRUANO/PROJECT-X-TEAM-07.git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 Team 6: Leonel Mantuano</w:t>
      </w:r>
    </w:p>
    <w:p w:rsidR="00000000" w:rsidDel="00000000" w:rsidP="00000000" w:rsidRDefault="00000000" w:rsidRPr="00000000" w14:paraId="00000117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Inspector: Leonel Mantuano</w:t>
      </w:r>
    </w:p>
    <w:p w:rsidR="00000000" w:rsidDel="00000000" w:rsidP="00000000" w:rsidRDefault="00000000" w:rsidRPr="00000000" w14:paraId="00000119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11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8/10</w:t>
      </w:r>
    </w:p>
    <w:p w:rsidR="00000000" w:rsidDel="00000000" w:rsidP="00000000" w:rsidRDefault="00000000" w:rsidRPr="00000000" w14:paraId="0000011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8/10</w:t>
      </w:r>
    </w:p>
    <w:p w:rsidR="00000000" w:rsidDel="00000000" w:rsidP="00000000" w:rsidRDefault="00000000" w:rsidRPr="00000000" w14:paraId="0000011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7/10</w:t>
      </w:r>
    </w:p>
    <w:p w:rsidR="00000000" w:rsidDel="00000000" w:rsidP="00000000" w:rsidRDefault="00000000" w:rsidRPr="00000000" w14:paraId="0000011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8/10</w:t>
      </w:r>
    </w:p>
    <w:p w:rsidR="00000000" w:rsidDel="00000000" w:rsidP="00000000" w:rsidRDefault="00000000" w:rsidRPr="00000000" w14:paraId="0000011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11F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40 /50</w:t>
      </w:r>
    </w:p>
    <w:p w:rsidR="00000000" w:rsidDel="00000000" w:rsidP="00000000" w:rsidRDefault="00000000" w:rsidRPr="00000000" w14:paraId="0000012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31    PAUCAR LEMA ALEX JAVIER</w:t>
        <w:tab/>
        <w:tab/>
        <w:tab/>
        <w:tab/>
        <w:t xml:space="preserve">10</w:t>
      </w:r>
    </w:p>
    <w:p w:rsidR="00000000" w:rsidDel="00000000" w:rsidP="00000000" w:rsidRDefault="00000000" w:rsidRPr="00000000" w14:paraId="00000122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32    QUINGA GUAYASAMIN LEANDRO ALEXANDER</w:t>
        <w:tab/>
        <w:t xml:space="preserve">10</w:t>
      </w:r>
    </w:p>
    <w:p w:rsidR="00000000" w:rsidDel="00000000" w:rsidP="00000000" w:rsidRDefault="00000000" w:rsidRPr="00000000" w14:paraId="00000123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33    RUANO PONCE ALEXANDER JAVIER</w:t>
        <w:tab/>
        <w:tab/>
        <w:tab/>
        <w:t xml:space="preserve">40</w:t>
      </w:r>
    </w:p>
    <w:p w:rsidR="00000000" w:rsidDel="00000000" w:rsidP="00000000" w:rsidRDefault="00000000" w:rsidRPr="00000000" w14:paraId="00000124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34    SALTOS TACO PAUL ALEXANDER</w:t>
        <w:tab/>
        <w:tab/>
        <w:tab/>
        <w:t xml:space="preserve">20</w:t>
      </w:r>
    </w:p>
    <w:p w:rsidR="00000000" w:rsidDel="00000000" w:rsidP="00000000" w:rsidRDefault="00000000" w:rsidRPr="00000000" w14:paraId="00000125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35    SANCHEZ MISHQUERO JOSE FRANCISCO</w:t>
        <w:tab/>
        <w:tab/>
        <w:t xml:space="preserve">10</w:t>
      </w:r>
    </w:p>
    <w:p w:rsidR="00000000" w:rsidDel="00000000" w:rsidP="00000000" w:rsidRDefault="00000000" w:rsidRPr="00000000" w14:paraId="0000012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 </w:t>
      </w:r>
    </w:p>
    <w:p w:rsidR="00000000" w:rsidDel="00000000" w:rsidP="00000000" w:rsidRDefault="00000000" w:rsidRPr="00000000" w14:paraId="0000012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381625" cy="688595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 b="59673" l="0" r="6146" t="1904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88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Uml </w:t>
      </w:r>
    </w:p>
    <w:p w:rsidR="00000000" w:rsidDel="00000000" w:rsidP="00000000" w:rsidRDefault="00000000" w:rsidRPr="00000000" w14:paraId="0000012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 classes are divided into three parts with no associations between them and associations have no relationship</w:t>
      </w:r>
    </w:p>
    <w:p w:rsidR="00000000" w:rsidDel="00000000" w:rsidP="00000000" w:rsidRDefault="00000000" w:rsidRPr="00000000" w14:paraId="0000012E">
      <w:pPr>
        <w:rPr>
          <w:sz w:val="17"/>
          <w:szCs w:val="17"/>
          <w:highlight w:val="green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472113" cy="2724150"/>
            <wp:effectExtent b="25400" l="25400" r="25400" t="2540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4"/>
                    <a:srcRect b="6513" l="0" r="0" t="9145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724150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Classes</w:t>
      </w:r>
    </w:p>
    <w:p w:rsidR="00000000" w:rsidDel="00000000" w:rsidP="00000000" w:rsidRDefault="00000000" w:rsidRPr="00000000" w14:paraId="0000013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These classes are not found in the codes</w:t>
      </w:r>
    </w:p>
    <w:p w:rsidR="00000000" w:rsidDel="00000000" w:rsidP="00000000" w:rsidRDefault="00000000" w:rsidRPr="00000000" w14:paraId="0000013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966788" cy="1228725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 b="54924" l="48172" r="43189" t="22036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1109663" cy="119062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 b="56528" l="74916" r="17607" t="26738"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38288" cy="691583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691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 plural</w:t>
      </w:r>
    </w:p>
    <w:p w:rsidR="00000000" w:rsidDel="00000000" w:rsidP="00000000" w:rsidRDefault="00000000" w:rsidRPr="00000000" w14:paraId="0000013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52600" cy="1057275"/>
            <wp:effectExtent b="0" l="0" r="0" t="0"/>
            <wp:docPr id="6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not compile</w:t>
      </w:r>
    </w:p>
    <w:p w:rsidR="00000000" w:rsidDel="00000000" w:rsidP="00000000" w:rsidRDefault="00000000" w:rsidRPr="00000000" w14:paraId="0000013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86138" cy="3646004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3646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execution doesn't work, but the creator group does</w:t>
      </w:r>
    </w:p>
    <w:p w:rsidR="00000000" w:rsidDel="00000000" w:rsidP="00000000" w:rsidRDefault="00000000" w:rsidRPr="00000000" w14:paraId="0000013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624138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8:Rocket team</w:t>
      </w:r>
    </w:p>
    <w:p w:rsidR="00000000" w:rsidDel="00000000" w:rsidP="00000000" w:rsidRDefault="00000000" w:rsidRPr="00000000" w14:paraId="0000013E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URL:</w:t>
      </w:r>
      <w:hyperlink r:id="rId7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https://github.com/Ajshuguli/Rocketteam08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Inspector:Ruano Ponce Alexander Javier</w:t>
      </w:r>
    </w:p>
    <w:p w:rsidR="00000000" w:rsidDel="00000000" w:rsidP="00000000" w:rsidRDefault="00000000" w:rsidRPr="00000000" w14:paraId="00000140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14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10/10</w:t>
      </w:r>
    </w:p>
    <w:p w:rsidR="00000000" w:rsidDel="00000000" w:rsidP="00000000" w:rsidRDefault="00000000" w:rsidRPr="00000000" w14:paraId="0000014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8/10</w:t>
      </w:r>
    </w:p>
    <w:p w:rsidR="00000000" w:rsidDel="00000000" w:rsidP="00000000" w:rsidRDefault="00000000" w:rsidRPr="00000000" w14:paraId="00000143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9/10</w:t>
      </w:r>
    </w:p>
    <w:p w:rsidR="00000000" w:rsidDel="00000000" w:rsidP="00000000" w:rsidRDefault="00000000" w:rsidRPr="00000000" w14:paraId="0000014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10/10</w:t>
      </w:r>
    </w:p>
    <w:p w:rsidR="00000000" w:rsidDel="00000000" w:rsidP="00000000" w:rsidRDefault="00000000" w:rsidRPr="00000000" w14:paraId="00000145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146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46 /50</w:t>
      </w:r>
    </w:p>
    <w:p w:rsidR="00000000" w:rsidDel="00000000" w:rsidP="00000000" w:rsidRDefault="00000000" w:rsidRPr="00000000" w14:paraId="0000014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 Inspection</w:t>
      </w:r>
    </w:p>
    <w:p w:rsidR="00000000" w:rsidDel="00000000" w:rsidP="00000000" w:rsidRDefault="00000000" w:rsidRPr="00000000" w14:paraId="0000014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color w:val="202124"/>
          <w:sz w:val="20"/>
          <w:szCs w:val="20"/>
        </w:rPr>
      </w:pPr>
      <w:r w:rsidDel="00000000" w:rsidR="00000000" w:rsidRPr="00000000">
        <w:rPr>
          <w:sz w:val="17"/>
          <w:szCs w:val="17"/>
          <w:rtl w:val="0"/>
        </w:rPr>
        <w:t xml:space="preserve">-1 </w:t>
      </w:r>
      <w:r w:rsidDel="00000000" w:rsidR="00000000" w:rsidRPr="00000000">
        <w:rPr>
          <w:color w:val="202124"/>
          <w:sz w:val="20"/>
          <w:szCs w:val="20"/>
          <w:rtl w:val="0"/>
        </w:rPr>
        <w:t xml:space="preserve">R</w:t>
      </w:r>
      <w:r w:rsidDel="00000000" w:rsidR="00000000" w:rsidRPr="00000000">
        <w:rPr>
          <w:color w:val="202124"/>
          <w:sz w:val="20"/>
          <w:szCs w:val="20"/>
          <w:rtl w:val="0"/>
        </w:rPr>
        <w:t xml:space="preserve">equirement is empty the folder</w:t>
      </w:r>
    </w:p>
    <w:p w:rsidR="00000000" w:rsidDel="00000000" w:rsidP="00000000" w:rsidRDefault="00000000" w:rsidRPr="00000000" w14:paraId="0000014B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57650" cy="211455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 b="34705" l="0" r="292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8"/>
          <w:szCs w:val="28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lineRule="auto"/>
        <w:rPr>
          <w:color w:val="202124"/>
          <w:sz w:val="20"/>
          <w:szCs w:val="20"/>
        </w:rPr>
      </w:pPr>
      <w:r w:rsidDel="00000000" w:rsidR="00000000" w:rsidRPr="00000000">
        <w:rPr>
          <w:color w:val="202124"/>
          <w:sz w:val="20"/>
          <w:szCs w:val="20"/>
          <w:rtl w:val="0"/>
        </w:rPr>
        <w:t xml:space="preserve">If the UML diagram is ok</w:t>
      </w:r>
    </w:p>
    <w:p w:rsidR="00000000" w:rsidDel="00000000" w:rsidP="00000000" w:rsidRDefault="00000000" w:rsidRPr="00000000" w14:paraId="0000014F">
      <w:pPr>
        <w:spacing w:after="240" w:lineRule="auto"/>
        <w:rPr>
          <w:color w:val="202124"/>
          <w:sz w:val="20"/>
          <w:szCs w:val="20"/>
        </w:rPr>
      </w:pPr>
      <w:r w:rsidDel="00000000" w:rsidR="00000000" w:rsidRPr="00000000">
        <w:rPr>
          <w:color w:val="202124"/>
          <w:sz w:val="20"/>
          <w:szCs w:val="20"/>
        </w:rPr>
        <w:drawing>
          <wp:inline distB="114300" distT="114300" distL="114300" distR="114300">
            <wp:extent cx="5734050" cy="2874714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6653" l="0" r="0" t="44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4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</w:r>
    </w:p>
    <w:p w:rsidR="00000000" w:rsidDel="00000000" w:rsidP="00000000" w:rsidRDefault="00000000" w:rsidRPr="00000000" w14:paraId="00000151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color w:val="202124"/>
          <w:sz w:val="20"/>
          <w:szCs w:val="20"/>
        </w:rPr>
      </w:pPr>
      <w:r w:rsidDel="00000000" w:rsidR="00000000" w:rsidRPr="00000000">
        <w:rPr>
          <w:sz w:val="17"/>
          <w:szCs w:val="17"/>
          <w:rtl w:val="0"/>
        </w:rPr>
        <w:t xml:space="preserve">-1 </w:t>
      </w:r>
      <w:r w:rsidDel="00000000" w:rsidR="00000000" w:rsidRPr="00000000">
        <w:rPr>
          <w:color w:val="202124"/>
          <w:sz w:val="20"/>
          <w:szCs w:val="20"/>
          <w:rtl w:val="0"/>
        </w:rPr>
        <w:t xml:space="preserve">The class is abbreviated in line 7</w:t>
      </w:r>
    </w:p>
    <w:p w:rsidR="00000000" w:rsidDel="00000000" w:rsidP="00000000" w:rsidRDefault="00000000" w:rsidRPr="00000000" w14:paraId="00000153">
      <w:pPr>
        <w:rPr>
          <w:color w:val="202124"/>
          <w:sz w:val="20"/>
          <w:szCs w:val="20"/>
        </w:rPr>
      </w:pPr>
      <w:r w:rsidDel="00000000" w:rsidR="00000000" w:rsidRPr="00000000">
        <w:rPr>
          <w:color w:val="202124"/>
          <w:sz w:val="20"/>
          <w:szCs w:val="20"/>
          <w:rtl w:val="0"/>
        </w:rPr>
        <w:t xml:space="preserve"> -1 In line 9 y10  lowercase missing</w:t>
      </w:r>
    </w:p>
    <w:p w:rsidR="00000000" w:rsidDel="00000000" w:rsidP="00000000" w:rsidRDefault="00000000" w:rsidRPr="00000000" w14:paraId="00000154">
      <w:pPr>
        <w:rPr>
          <w:color w:val="20212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2094488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28558" l="0" r="0" t="67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257175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15000" l="0" r="0" t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40" w:lineRule="auto"/>
        <w:rPr>
          <w:color w:val="20212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</w:r>
    </w:p>
    <w:p w:rsidR="00000000" w:rsidDel="00000000" w:rsidP="00000000" w:rsidRDefault="00000000" w:rsidRPr="00000000" w14:paraId="0000015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color w:val="202124"/>
          <w:sz w:val="20"/>
          <w:szCs w:val="20"/>
        </w:rPr>
      </w:pPr>
      <w:r w:rsidDel="00000000" w:rsidR="00000000" w:rsidRPr="00000000">
        <w:rPr>
          <w:sz w:val="17"/>
          <w:szCs w:val="17"/>
          <w:rtl w:val="0"/>
        </w:rPr>
        <w:t xml:space="preserve">-1 </w:t>
      </w:r>
      <w:r w:rsidDel="00000000" w:rsidR="00000000" w:rsidRPr="00000000">
        <w:rPr>
          <w:color w:val="202124"/>
          <w:sz w:val="20"/>
          <w:szCs w:val="20"/>
          <w:rtl w:val="0"/>
        </w:rPr>
        <w:t xml:space="preserve">Only one code per group</w:t>
      </w:r>
    </w:p>
    <w:p w:rsidR="00000000" w:rsidDel="00000000" w:rsidP="00000000" w:rsidRDefault="00000000" w:rsidRPr="00000000" w14:paraId="0000015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734050" cy="2200275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6"/>
                    <a:srcRect b="18286" l="0" r="0" t="56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</w:r>
    </w:p>
    <w:p w:rsidR="00000000" w:rsidDel="00000000" w:rsidP="00000000" w:rsidRDefault="00000000" w:rsidRPr="00000000" w14:paraId="00000163">
      <w:pPr>
        <w:spacing w:after="0" w:before="0" w:line="308.5714285714286" w:lineRule="auto"/>
        <w:rPr>
          <w:color w:val="202124"/>
          <w:sz w:val="20"/>
          <w:szCs w:val="20"/>
          <w:shd w:fill="f8f9fa" w:val="clear"/>
        </w:rPr>
      </w:pPr>
      <w:r w:rsidDel="00000000" w:rsidR="00000000" w:rsidRPr="00000000">
        <w:rPr>
          <w:color w:val="202124"/>
          <w:sz w:val="20"/>
          <w:szCs w:val="20"/>
          <w:shd w:fill="f8f9fa" w:val="clear"/>
          <w:rtl w:val="0"/>
        </w:rPr>
        <w:t xml:space="preserve">Yes run</w:t>
      </w:r>
    </w:p>
    <w:p w:rsidR="00000000" w:rsidDel="00000000" w:rsidP="00000000" w:rsidRDefault="00000000" w:rsidRPr="00000000" w14:paraId="0000016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40" w:lineRule="auto"/>
        <w:jc w:val="left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36    SHUGULI REINOSO ALAN JESITH</w:t>
        <w:tab/>
        <w:tab/>
        <w:t xml:space="preserve">50</w:t>
      </w:r>
    </w:p>
    <w:p w:rsidR="00000000" w:rsidDel="00000000" w:rsidP="00000000" w:rsidRDefault="00000000" w:rsidRPr="00000000" w14:paraId="0000016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37    SIMBAÑA SIMBAÑA JONATHAN GUSTAVO</w:t>
        <w:tab/>
        <w:t xml:space="preserve">40</w:t>
      </w:r>
    </w:p>
    <w:p w:rsidR="00000000" w:rsidDel="00000000" w:rsidP="00000000" w:rsidRDefault="00000000" w:rsidRPr="00000000" w14:paraId="00000168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38    TAPIA ALBAN ANDREA JULIANNA </w:t>
        <w:tab/>
        <w:tab/>
        <w:t xml:space="preserve">40</w:t>
      </w:r>
    </w:p>
    <w:p w:rsidR="00000000" w:rsidDel="00000000" w:rsidP="00000000" w:rsidRDefault="00000000" w:rsidRPr="00000000" w14:paraId="0000016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39    TAYO RUIZ SEBASTIAN ALEJANDRO</w:t>
        <w:tab/>
        <w:tab/>
        <w:t xml:space="preserve">50</w:t>
      </w:r>
    </w:p>
    <w:p w:rsidR="00000000" w:rsidDel="00000000" w:rsidP="00000000" w:rsidRDefault="00000000" w:rsidRPr="00000000" w14:paraId="0000016A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40    TECA TELLO CAMILA MILENA</w:t>
        <w:tab/>
        <w:tab/>
        <w:tab/>
        <w:t xml:space="preserve">50</w:t>
      </w:r>
    </w:p>
    <w:p w:rsidR="00000000" w:rsidDel="00000000" w:rsidP="00000000" w:rsidRDefault="00000000" w:rsidRPr="00000000" w14:paraId="0000016B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Team 9: NoLiderTeam</w:t>
      </w:r>
    </w:p>
    <w:p w:rsidR="00000000" w:rsidDel="00000000" w:rsidP="00000000" w:rsidRDefault="00000000" w:rsidRPr="00000000" w14:paraId="00000173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Hub: </w:t>
      </w:r>
      <w:hyperlink r:id="rId7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https://github.com/joelzeas/Team09_NoLeaderTeam</w:t>
        </w:r>
      </w:hyperlink>
      <w:r w:rsidDel="00000000" w:rsidR="00000000" w:rsidRPr="00000000">
        <w:rPr>
          <w:sz w:val="28"/>
          <w:szCs w:val="28"/>
          <w:rtl w:val="0"/>
        </w:rPr>
        <w:br w:type="textWrapping"/>
        <w:t xml:space="preserve">Inspector:  Shuguli Reinoso Alan Jesith</w:t>
      </w:r>
    </w:p>
    <w:p w:rsidR="00000000" w:rsidDel="00000000" w:rsidP="00000000" w:rsidRDefault="00000000" w:rsidRPr="00000000" w14:paraId="00000174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lineRule="auto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43    ZEAS CLAVIJO JOEL ALEXANDER</w:t>
        <w:tab/>
        <w:tab/>
        <w:t xml:space="preserve">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41    TERAN FLORES MELANIE ELIZABETH</w:t>
        <w:tab/>
        <w:t xml:space="preserve">50</w:t>
      </w:r>
    </w:p>
    <w:p w:rsidR="00000000" w:rsidDel="00000000" w:rsidP="00000000" w:rsidRDefault="00000000" w:rsidRPr="00000000" w14:paraId="00000177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42    VILLEGAS ESTRELLA SALMA ABIGAIL</w:t>
        <w:tab/>
        <w:t xml:space="preserve">20</w:t>
      </w:r>
    </w:p>
    <w:p w:rsidR="00000000" w:rsidDel="00000000" w:rsidP="00000000" w:rsidRDefault="00000000" w:rsidRPr="00000000" w14:paraId="00000178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 Requirements</w:t>
        <w:tab/>
        <w:tab/>
        <w:t xml:space="preserve">9/10</w:t>
      </w:r>
    </w:p>
    <w:p w:rsidR="00000000" w:rsidDel="00000000" w:rsidP="00000000" w:rsidRDefault="00000000" w:rsidRPr="00000000" w14:paraId="00000179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3. UML Diagram</w:t>
        <w:tab/>
        <w:tab/>
        <w:t xml:space="preserve">8/10</w:t>
      </w:r>
    </w:p>
    <w:p w:rsidR="00000000" w:rsidDel="00000000" w:rsidP="00000000" w:rsidRDefault="00000000" w:rsidRPr="00000000" w14:paraId="0000017A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4. Classes</w:t>
        <w:tab/>
        <w:tab/>
        <w:t xml:space="preserve">8/10</w:t>
      </w:r>
    </w:p>
    <w:p w:rsidR="00000000" w:rsidDel="00000000" w:rsidP="00000000" w:rsidRDefault="00000000" w:rsidRPr="00000000" w14:paraId="0000017B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5. Code Quality</w:t>
        <w:tab/>
        <w:tab/>
        <w:t xml:space="preserve">10/10</w:t>
      </w:r>
    </w:p>
    <w:p w:rsidR="00000000" w:rsidDel="00000000" w:rsidP="00000000" w:rsidRDefault="00000000" w:rsidRPr="00000000" w14:paraId="0000017C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6. Execution</w:t>
        <w:tab/>
        <w:tab/>
        <w:t xml:space="preserve">10/10</w:t>
      </w:r>
    </w:p>
    <w:p w:rsidR="00000000" w:rsidDel="00000000" w:rsidP="00000000" w:rsidRDefault="00000000" w:rsidRPr="00000000" w14:paraId="0000017D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_______________________</w:t>
      </w:r>
    </w:p>
    <w:p w:rsidR="00000000" w:rsidDel="00000000" w:rsidP="00000000" w:rsidRDefault="00000000" w:rsidRPr="00000000" w14:paraId="0000017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TOTAL.</w:t>
        <w:tab/>
        <w:t xml:space="preserve">        </w:t>
        <w:tab/>
        <w:tab/>
        <w:t xml:space="preserve">45 /50</w:t>
      </w:r>
    </w:p>
    <w:p w:rsidR="00000000" w:rsidDel="00000000" w:rsidP="00000000" w:rsidRDefault="00000000" w:rsidRPr="00000000" w14:paraId="0000017F">
      <w:pPr>
        <w:spacing w:after="240" w:lineRule="auto"/>
        <w:rPr>
          <w:sz w:val="28"/>
          <w:szCs w:val="2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40" w:lineRule="auto"/>
        <w:rPr>
          <w:sz w:val="17"/>
          <w:szCs w:val="17"/>
        </w:rPr>
      </w:pPr>
      <w:r w:rsidDel="00000000" w:rsidR="00000000" w:rsidRPr="00000000">
        <w:rPr>
          <w:sz w:val="28"/>
          <w:szCs w:val="28"/>
          <w:shd w:fill="f8f9fa" w:val="clear"/>
          <w:rtl w:val="0"/>
        </w:rPr>
        <w:t xml:space="preserve">Objects in plural (-1):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lineRule="auto"/>
        <w:jc w:val="left"/>
        <w:rPr>
          <w:sz w:val="28"/>
          <w:szCs w:val="28"/>
          <w:highlight w:val="darkBlue"/>
        </w:rPr>
      </w:pPr>
      <w:r w:rsidDel="00000000" w:rsidR="00000000" w:rsidRPr="00000000">
        <w:rPr>
          <w:sz w:val="28"/>
          <w:szCs w:val="28"/>
          <w:highlight w:val="darkBlue"/>
        </w:rPr>
        <w:drawing>
          <wp:inline distB="114300" distT="114300" distL="114300" distR="114300">
            <wp:extent cx="1728788" cy="1920875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92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shd w:fill="f8f9fa" w:val="clear"/>
          <w:rtl w:val="0"/>
        </w:rPr>
        <w:t xml:space="preserve">Uml diagram (use only associations):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57763" cy="2803901"/>
            <wp:effectExtent b="0" l="0" r="0" t="0"/>
            <wp:docPr id="4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803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-should be line dependence(-1):</w:t>
      </w:r>
    </w:p>
    <w:p w:rsidR="00000000" w:rsidDel="00000000" w:rsidP="00000000" w:rsidRDefault="00000000" w:rsidRPr="00000000" w14:paraId="00000185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00288" cy="1848266"/>
            <wp:effectExtent b="0" l="0" r="0" t="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9"/>
                    <a:srcRect b="53287" l="0" r="671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848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-attributes in plural (-1):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</w:rPr>
        <w:drawing>
          <wp:inline distB="114300" distT="114300" distL="114300" distR="114300">
            <wp:extent cx="1828800" cy="230505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-more classes in UML (-1) :</w:t>
      </w:r>
    </w:p>
    <w:p w:rsidR="00000000" w:rsidDel="00000000" w:rsidP="00000000" w:rsidRDefault="00000000" w:rsidRPr="00000000" w14:paraId="0000018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145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-more atributtes(-1):</w:t>
      </w:r>
    </w:p>
    <w:p w:rsidR="00000000" w:rsidDel="00000000" w:rsidP="00000000" w:rsidRDefault="00000000" w:rsidRPr="00000000" w14:paraId="0000018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14688" cy="1919096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919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14550" cy="1963908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963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57550" cy="150495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04963" cy="1670471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167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-Code quality- (ok)</w:t>
      </w:r>
    </w:p>
    <w:p w:rsidR="00000000" w:rsidDel="00000000" w:rsidP="00000000" w:rsidRDefault="00000000" w:rsidRPr="00000000" w14:paraId="0000019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14925" cy="312210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22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Execution (ok):</w:t>
      </w:r>
    </w:p>
    <w:p w:rsidR="00000000" w:rsidDel="00000000" w:rsidP="00000000" w:rsidRDefault="00000000" w:rsidRPr="00000000" w14:paraId="0000019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43538" cy="5904701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5904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240" w:before="240" w:lineRule="auto"/>
        <w:rPr>
          <w:color w:val="f8f9fa"/>
          <w:sz w:val="42"/>
          <w:szCs w:val="42"/>
          <w:shd w:fill="20212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8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5.png"/><Relationship Id="rId84" Type="http://schemas.openxmlformats.org/officeDocument/2006/relationships/image" Target="media/image48.png"/><Relationship Id="rId83" Type="http://schemas.openxmlformats.org/officeDocument/2006/relationships/image" Target="media/image64.png"/><Relationship Id="rId42" Type="http://schemas.openxmlformats.org/officeDocument/2006/relationships/image" Target="media/image50.png"/><Relationship Id="rId86" Type="http://schemas.openxmlformats.org/officeDocument/2006/relationships/image" Target="media/image10.png"/><Relationship Id="rId41" Type="http://schemas.openxmlformats.org/officeDocument/2006/relationships/image" Target="media/image49.png"/><Relationship Id="rId85" Type="http://schemas.openxmlformats.org/officeDocument/2006/relationships/image" Target="media/image58.png"/><Relationship Id="rId44" Type="http://schemas.openxmlformats.org/officeDocument/2006/relationships/image" Target="media/image53.png"/><Relationship Id="rId88" Type="http://schemas.openxmlformats.org/officeDocument/2006/relationships/header" Target="header1.xml"/><Relationship Id="rId43" Type="http://schemas.openxmlformats.org/officeDocument/2006/relationships/image" Target="media/image13.png"/><Relationship Id="rId87" Type="http://schemas.openxmlformats.org/officeDocument/2006/relationships/image" Target="media/image8.png"/><Relationship Id="rId46" Type="http://schemas.openxmlformats.org/officeDocument/2006/relationships/hyperlink" Target="https://github.com/Aleshuga1020/ProjectValid.git" TargetMode="External"/><Relationship Id="rId45" Type="http://schemas.openxmlformats.org/officeDocument/2006/relationships/image" Target="media/image36.png"/><Relationship Id="rId80" Type="http://schemas.openxmlformats.org/officeDocument/2006/relationships/image" Target="media/image1.png"/><Relationship Id="rId82" Type="http://schemas.openxmlformats.org/officeDocument/2006/relationships/image" Target="media/image19.png"/><Relationship Id="rId81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48" Type="http://schemas.openxmlformats.org/officeDocument/2006/relationships/image" Target="media/image18.png"/><Relationship Id="rId47" Type="http://schemas.openxmlformats.org/officeDocument/2006/relationships/image" Target="media/image27.png"/><Relationship Id="rId49" Type="http://schemas.openxmlformats.org/officeDocument/2006/relationships/image" Target="media/image74.png"/><Relationship Id="rId5" Type="http://schemas.openxmlformats.org/officeDocument/2006/relationships/styles" Target="styles.xml"/><Relationship Id="rId6" Type="http://schemas.openxmlformats.org/officeDocument/2006/relationships/hyperlink" Target="https://github.com/mealvarez12/Group1_OOP_7490.git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39.png"/><Relationship Id="rId73" Type="http://schemas.openxmlformats.org/officeDocument/2006/relationships/image" Target="media/image52.png"/><Relationship Id="rId72" Type="http://schemas.openxmlformats.org/officeDocument/2006/relationships/image" Target="media/image29.png"/><Relationship Id="rId31" Type="http://schemas.openxmlformats.org/officeDocument/2006/relationships/image" Target="media/image33.png"/><Relationship Id="rId75" Type="http://schemas.openxmlformats.org/officeDocument/2006/relationships/image" Target="media/image31.png"/><Relationship Id="rId30" Type="http://schemas.openxmlformats.org/officeDocument/2006/relationships/image" Target="media/image14.png"/><Relationship Id="rId74" Type="http://schemas.openxmlformats.org/officeDocument/2006/relationships/image" Target="media/image5.png"/><Relationship Id="rId33" Type="http://schemas.openxmlformats.org/officeDocument/2006/relationships/image" Target="media/image59.png"/><Relationship Id="rId77" Type="http://schemas.openxmlformats.org/officeDocument/2006/relationships/hyperlink" Target="https://github.com/joelzeas/Team09_NoLeaderTeam" TargetMode="External"/><Relationship Id="rId32" Type="http://schemas.openxmlformats.org/officeDocument/2006/relationships/image" Target="media/image9.png"/><Relationship Id="rId76" Type="http://schemas.openxmlformats.org/officeDocument/2006/relationships/image" Target="media/image44.png"/><Relationship Id="rId35" Type="http://schemas.openxmlformats.org/officeDocument/2006/relationships/image" Target="media/image65.png"/><Relationship Id="rId79" Type="http://schemas.openxmlformats.org/officeDocument/2006/relationships/image" Target="media/image57.png"/><Relationship Id="rId34" Type="http://schemas.openxmlformats.org/officeDocument/2006/relationships/image" Target="media/image45.png"/><Relationship Id="rId78" Type="http://schemas.openxmlformats.org/officeDocument/2006/relationships/image" Target="media/image51.png"/><Relationship Id="rId71" Type="http://schemas.openxmlformats.org/officeDocument/2006/relationships/hyperlink" Target="https://github.com/Ajshuguli/Rocketteam08" TargetMode="External"/><Relationship Id="rId70" Type="http://schemas.openxmlformats.org/officeDocument/2006/relationships/image" Target="media/image47.png"/><Relationship Id="rId37" Type="http://schemas.openxmlformats.org/officeDocument/2006/relationships/image" Target="media/image67.png"/><Relationship Id="rId36" Type="http://schemas.openxmlformats.org/officeDocument/2006/relationships/image" Target="media/image63.png"/><Relationship Id="rId39" Type="http://schemas.openxmlformats.org/officeDocument/2006/relationships/image" Target="media/image60.png"/><Relationship Id="rId38" Type="http://schemas.openxmlformats.org/officeDocument/2006/relationships/image" Target="media/image40.png"/><Relationship Id="rId62" Type="http://schemas.openxmlformats.org/officeDocument/2006/relationships/hyperlink" Target="https://github.com/AJRUANO/PROJECT-X-TEAM-07.git" TargetMode="External"/><Relationship Id="rId61" Type="http://schemas.openxmlformats.org/officeDocument/2006/relationships/image" Target="media/image15.png"/><Relationship Id="rId20" Type="http://schemas.openxmlformats.org/officeDocument/2006/relationships/image" Target="media/image23.png"/><Relationship Id="rId64" Type="http://schemas.openxmlformats.org/officeDocument/2006/relationships/image" Target="media/image21.png"/><Relationship Id="rId63" Type="http://schemas.openxmlformats.org/officeDocument/2006/relationships/image" Target="media/image35.png"/><Relationship Id="rId22" Type="http://schemas.openxmlformats.org/officeDocument/2006/relationships/image" Target="media/image41.png"/><Relationship Id="rId66" Type="http://schemas.openxmlformats.org/officeDocument/2006/relationships/image" Target="media/image6.png"/><Relationship Id="rId21" Type="http://schemas.openxmlformats.org/officeDocument/2006/relationships/image" Target="media/image22.png"/><Relationship Id="rId65" Type="http://schemas.openxmlformats.org/officeDocument/2006/relationships/image" Target="media/image17.png"/><Relationship Id="rId24" Type="http://schemas.openxmlformats.org/officeDocument/2006/relationships/image" Target="media/image62.png"/><Relationship Id="rId68" Type="http://schemas.openxmlformats.org/officeDocument/2006/relationships/image" Target="media/image68.png"/><Relationship Id="rId23" Type="http://schemas.openxmlformats.org/officeDocument/2006/relationships/image" Target="media/image46.png"/><Relationship Id="rId67" Type="http://schemas.openxmlformats.org/officeDocument/2006/relationships/image" Target="media/image43.png"/><Relationship Id="rId60" Type="http://schemas.openxmlformats.org/officeDocument/2006/relationships/image" Target="media/image3.png"/><Relationship Id="rId26" Type="http://schemas.openxmlformats.org/officeDocument/2006/relationships/hyperlink" Target="https://github.com/ajcalderon11/Team03WorkBotsTeam-.git" TargetMode="External"/><Relationship Id="rId25" Type="http://schemas.openxmlformats.org/officeDocument/2006/relationships/image" Target="media/image2.png"/><Relationship Id="rId69" Type="http://schemas.openxmlformats.org/officeDocument/2006/relationships/image" Target="media/image56.png"/><Relationship Id="rId28" Type="http://schemas.openxmlformats.org/officeDocument/2006/relationships/image" Target="media/image38.png"/><Relationship Id="rId27" Type="http://schemas.openxmlformats.org/officeDocument/2006/relationships/image" Target="media/image26.png"/><Relationship Id="rId29" Type="http://schemas.openxmlformats.org/officeDocument/2006/relationships/image" Target="media/image16.png"/><Relationship Id="rId51" Type="http://schemas.openxmlformats.org/officeDocument/2006/relationships/image" Target="media/image4.png"/><Relationship Id="rId50" Type="http://schemas.openxmlformats.org/officeDocument/2006/relationships/image" Target="media/image32.png"/><Relationship Id="rId53" Type="http://schemas.openxmlformats.org/officeDocument/2006/relationships/image" Target="media/image61.png"/><Relationship Id="rId52" Type="http://schemas.openxmlformats.org/officeDocument/2006/relationships/image" Target="media/image72.png"/><Relationship Id="rId11" Type="http://schemas.openxmlformats.org/officeDocument/2006/relationships/image" Target="media/image28.jpg"/><Relationship Id="rId55" Type="http://schemas.openxmlformats.org/officeDocument/2006/relationships/image" Target="media/image20.png"/><Relationship Id="rId10" Type="http://schemas.openxmlformats.org/officeDocument/2006/relationships/image" Target="media/image11.jpg"/><Relationship Id="rId54" Type="http://schemas.openxmlformats.org/officeDocument/2006/relationships/image" Target="media/image69.png"/><Relationship Id="rId13" Type="http://schemas.openxmlformats.org/officeDocument/2006/relationships/image" Target="media/image7.png"/><Relationship Id="rId57" Type="http://schemas.openxmlformats.org/officeDocument/2006/relationships/image" Target="media/image37.png"/><Relationship Id="rId12" Type="http://schemas.openxmlformats.org/officeDocument/2006/relationships/image" Target="media/image54.jpg"/><Relationship Id="rId56" Type="http://schemas.openxmlformats.org/officeDocument/2006/relationships/image" Target="media/image71.png"/><Relationship Id="rId15" Type="http://schemas.openxmlformats.org/officeDocument/2006/relationships/hyperlink" Target="https://github.com/psbustillos1/ProjectTeam02_BigBoysTeam.git" TargetMode="External"/><Relationship Id="rId59" Type="http://schemas.openxmlformats.org/officeDocument/2006/relationships/image" Target="media/image30.png"/><Relationship Id="rId14" Type="http://schemas.openxmlformats.org/officeDocument/2006/relationships/image" Target="media/image42.jpg"/><Relationship Id="rId58" Type="http://schemas.openxmlformats.org/officeDocument/2006/relationships/image" Target="media/image70.png"/><Relationship Id="rId17" Type="http://schemas.openxmlformats.org/officeDocument/2006/relationships/image" Target="media/image24.png"/><Relationship Id="rId16" Type="http://schemas.openxmlformats.org/officeDocument/2006/relationships/image" Target="media/image73.png"/><Relationship Id="rId19" Type="http://schemas.openxmlformats.org/officeDocument/2006/relationships/image" Target="media/image25.png"/><Relationship Id="rId18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